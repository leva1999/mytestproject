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727700" cy="7106285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0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727700" cy="734123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41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3441700</wp:posOffset>
                </wp:positionV>
                <wp:extent cx="690245" cy="24447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13578" y="3670463"/>
                          <a:ext cx="664845" cy="219075"/>
                        </a:xfrm>
                        <a:custGeom>
                          <a:rect b="b" l="l" r="r" t="t"/>
                          <a:pathLst>
                            <a:path extrusionOk="0" h="219075" w="664845">
                              <a:moveTo>
                                <a:pt x="0" y="0"/>
                              </a:moveTo>
                              <a:lnTo>
                                <a:pt x="664845" y="219075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3441700</wp:posOffset>
                </wp:positionV>
                <wp:extent cx="690245" cy="24447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0245" cy="244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1968500</wp:posOffset>
                </wp:positionV>
                <wp:extent cx="795655" cy="1181735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4960873" y="3201833"/>
                          <a:ext cx="770255" cy="1156335"/>
                        </a:xfrm>
                        <a:custGeom>
                          <a:rect b="b" l="l" r="r" t="t"/>
                          <a:pathLst>
                            <a:path extrusionOk="0" h="1156335" w="770255">
                              <a:moveTo>
                                <a:pt x="0" y="0"/>
                              </a:moveTo>
                              <a:lnTo>
                                <a:pt x="770255" y="1156335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1968500</wp:posOffset>
                </wp:positionV>
                <wp:extent cx="795655" cy="1181735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5655" cy="1181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2146300</wp:posOffset>
                </wp:positionV>
                <wp:extent cx="1268730" cy="1198880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4724335" y="3193260"/>
                          <a:ext cx="1243330" cy="1173480"/>
                        </a:xfrm>
                        <a:custGeom>
                          <a:rect b="b" l="l" r="r" t="t"/>
                          <a:pathLst>
                            <a:path extrusionOk="0" h="1173480" w="1243330">
                              <a:moveTo>
                                <a:pt x="0" y="0"/>
                              </a:moveTo>
                              <a:lnTo>
                                <a:pt x="1243330" y="117348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2146300</wp:posOffset>
                </wp:positionV>
                <wp:extent cx="1268730" cy="1198880"/>
                <wp:effectExtent b="0" l="0" r="0" t="0"/>
                <wp:wrapNone/>
                <wp:docPr id="1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8730" cy="1198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2171700</wp:posOffset>
                </wp:positionV>
                <wp:extent cx="1229995" cy="782320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 flipH="1" rot="10800000">
                          <a:off x="4743703" y="3401540"/>
                          <a:ext cx="1204595" cy="756920"/>
                        </a:xfrm>
                        <a:custGeom>
                          <a:rect b="b" l="l" r="r" t="t"/>
                          <a:pathLst>
                            <a:path extrusionOk="0" h="756920" w="1204595">
                              <a:moveTo>
                                <a:pt x="0" y="0"/>
                              </a:moveTo>
                              <a:lnTo>
                                <a:pt x="1204595" y="7569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2171700</wp:posOffset>
                </wp:positionV>
                <wp:extent cx="1229995" cy="782320"/>
                <wp:effectExtent b="0" l="0" r="0" t="0"/>
                <wp:wrapNone/>
                <wp:docPr id="2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9995" cy="782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2019300</wp:posOffset>
                </wp:positionH>
                <wp:positionV relativeFrom="paragraph">
                  <wp:posOffset>2603500</wp:posOffset>
                </wp:positionV>
                <wp:extent cx="1479550" cy="31940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18925" y="3632998"/>
                          <a:ext cx="1454150" cy="294005"/>
                        </a:xfrm>
                        <a:custGeom>
                          <a:rect b="b" l="l" r="r" t="t"/>
                          <a:pathLst>
                            <a:path extrusionOk="0" h="294005" w="1454150">
                              <a:moveTo>
                                <a:pt x="0" y="0"/>
                              </a:moveTo>
                              <a:lnTo>
                                <a:pt x="1454150" y="294005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2019300</wp:posOffset>
                </wp:positionH>
                <wp:positionV relativeFrom="paragraph">
                  <wp:posOffset>2603500</wp:posOffset>
                </wp:positionV>
                <wp:extent cx="1479550" cy="319405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0" cy="3194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2540000</wp:posOffset>
                </wp:positionV>
                <wp:extent cx="1383030" cy="17272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 flipH="1" rot="10800000">
                          <a:off x="4667185" y="2929100"/>
                          <a:ext cx="1357630" cy="1701800"/>
                        </a:xfrm>
                        <a:custGeom>
                          <a:rect b="b" l="l" r="r" t="t"/>
                          <a:pathLst>
                            <a:path extrusionOk="0" h="1701800" w="1357630">
                              <a:moveTo>
                                <a:pt x="0" y="0"/>
                              </a:moveTo>
                              <a:lnTo>
                                <a:pt x="1357630" y="1701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2540000</wp:posOffset>
                </wp:positionV>
                <wp:extent cx="1383030" cy="1727200"/>
                <wp:effectExtent b="0" l="0" r="0" t="0"/>
                <wp:wrapNone/>
                <wp:docPr id="1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3030" cy="172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1968500</wp:posOffset>
                </wp:positionV>
                <wp:extent cx="1453515" cy="1868804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 flipH="1" rot="10800000">
                          <a:off x="4631943" y="2858298"/>
                          <a:ext cx="1428115" cy="1843404"/>
                        </a:xfrm>
                        <a:custGeom>
                          <a:rect b="b" l="l" r="r" t="t"/>
                          <a:pathLst>
                            <a:path extrusionOk="0" h="1843404" w="1428115">
                              <a:moveTo>
                                <a:pt x="0" y="0"/>
                              </a:moveTo>
                              <a:lnTo>
                                <a:pt x="1428115" y="1843404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1968500</wp:posOffset>
                </wp:positionV>
                <wp:extent cx="1453515" cy="1868804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3515" cy="18688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5118100</wp:posOffset>
                </wp:positionV>
                <wp:extent cx="538480" cy="257809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089460" y="3663796"/>
                          <a:ext cx="51308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luck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5118100</wp:posOffset>
                </wp:positionV>
                <wp:extent cx="538480" cy="257809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48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5270500</wp:posOffset>
                </wp:positionV>
                <wp:extent cx="616585" cy="257809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050408" y="3663796"/>
                          <a:ext cx="59118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chance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5270500</wp:posOffset>
                </wp:positionV>
                <wp:extent cx="616585" cy="257809"/>
                <wp:effectExtent b="0" l="0" r="0" t="0"/>
                <wp:wrapNone/>
                <wp:docPr id="1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658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1701800</wp:posOffset>
                </wp:positionH>
                <wp:positionV relativeFrom="paragraph">
                  <wp:posOffset>5499100</wp:posOffset>
                </wp:positionV>
                <wp:extent cx="616585" cy="257809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050408" y="3663796"/>
                          <a:ext cx="59118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chance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1701800</wp:posOffset>
                </wp:positionH>
                <wp:positionV relativeFrom="paragraph">
                  <wp:posOffset>5499100</wp:posOffset>
                </wp:positionV>
                <wp:extent cx="616585" cy="257809"/>
                <wp:effectExtent b="0" l="0" r="0" t="0"/>
                <wp:wrapNone/>
                <wp:docPr id="2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658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5727700</wp:posOffset>
                </wp:positionV>
                <wp:extent cx="616585" cy="257809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050408" y="3663796"/>
                          <a:ext cx="59118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chance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5727700</wp:posOffset>
                </wp:positionV>
                <wp:extent cx="616585" cy="257809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658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5956300</wp:posOffset>
                </wp:positionV>
                <wp:extent cx="538480" cy="257809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089460" y="3663796"/>
                          <a:ext cx="51308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luck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5956300</wp:posOffset>
                </wp:positionV>
                <wp:extent cx="538480" cy="257809"/>
                <wp:effectExtent b="0" l="0" r="0" t="0"/>
                <wp:wrapNone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48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6197600</wp:posOffset>
                </wp:positionV>
                <wp:extent cx="538480" cy="257809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5089460" y="3663796"/>
                          <a:ext cx="51308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luck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6197600</wp:posOffset>
                </wp:positionV>
                <wp:extent cx="538480" cy="257809"/>
                <wp:effectExtent b="0" l="0" r="0" t="0"/>
                <wp:wrapNone/>
                <wp:docPr id="2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48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6464300</wp:posOffset>
                </wp:positionV>
                <wp:extent cx="629285" cy="257809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044058" y="3663796"/>
                          <a:ext cx="60388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chance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6464300</wp:posOffset>
                </wp:positionV>
                <wp:extent cx="629285" cy="257809"/>
                <wp:effectExtent b="0" l="0" r="0" t="0"/>
                <wp:wrapNone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928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>
          <w:ins w:author="Claire Mapletoft" w:id="0" w:date="2020-05-10T08:10:02Z"/>
        </w:rPr>
      </w:pPr>
      <w:ins w:author="Claire Mapletoft" w:id="0" w:date="2020-05-10T08:10:02Z">
        <w:r w:rsidDel="00000000" w:rsidR="00000000" w:rsidRPr="00000000">
          <w:rPr>
            <w:rtl w:val="0"/>
          </w:rPr>
          <w:t xml:space="preserve">4. As luck would have it…..</w:t>
        </w:r>
      </w:ins>
    </w:p>
    <w:p w:rsidR="00000000" w:rsidDel="00000000" w:rsidP="00000000" w:rsidRDefault="00000000" w:rsidRPr="00000000" w14:paraId="00000004">
      <w:pPr>
        <w:rPr>
          <w:ins w:author="Claire Mapletoft" w:id="0" w:date="2020-05-10T08:10:02Z"/>
        </w:rPr>
      </w:pPr>
      <w:ins w:author="Claire Mapletoft" w:id="0" w:date="2020-05-10T08:10:02Z">
        <w:r w:rsidDel="00000000" w:rsidR="00000000" w:rsidRPr="00000000">
          <w:rPr>
            <w:rtl w:val="0"/>
          </w:rPr>
          <w:t xml:space="preserve">5. I’m not leaving anything to chance…</w:t>
        </w:r>
      </w:ins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029200" cy="35687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1104900</wp:posOffset>
                </wp:positionV>
                <wp:extent cx="823595" cy="257809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946903" y="3663796"/>
                          <a:ext cx="79819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telephone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1104900</wp:posOffset>
                </wp:positionV>
                <wp:extent cx="823595" cy="257809"/>
                <wp:effectExtent b="0" l="0" r="0" t="0"/>
                <wp:wrapNone/>
                <wp:docPr id="2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359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685800</wp:posOffset>
                </wp:positionV>
                <wp:extent cx="823595" cy="257809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4946903" y="3663796"/>
                          <a:ext cx="79819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computers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685800</wp:posOffset>
                </wp:positionV>
                <wp:extent cx="823595" cy="257809"/>
                <wp:effectExtent b="0" l="0" r="0" t="0"/>
                <wp:wrapNone/>
                <wp:docPr id="1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359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1727200</wp:posOffset>
                </wp:positionV>
                <wp:extent cx="823595" cy="257809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4946903" y="3663796"/>
                          <a:ext cx="79819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Television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1727200</wp:posOffset>
                </wp:positionV>
                <wp:extent cx="823595" cy="257809"/>
                <wp:effectExtent b="0" l="0" r="0" t="0"/>
                <wp:wrapNone/>
                <wp:docPr id="1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359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2184400</wp:posOffset>
                </wp:positionV>
                <wp:extent cx="823595" cy="257809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946903" y="3663796"/>
                          <a:ext cx="79819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paperless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2184400</wp:posOffset>
                </wp:positionV>
                <wp:extent cx="823595" cy="257809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359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3073400</wp:posOffset>
                </wp:positionV>
                <wp:extent cx="1034414" cy="257809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4841493" y="3663796"/>
                          <a:ext cx="1009014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Nuclear energy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3073400</wp:posOffset>
                </wp:positionV>
                <wp:extent cx="1034414" cy="257809"/>
                <wp:effectExtent b="0" l="0" r="0" t="0"/>
                <wp:wrapNone/>
                <wp:docPr id="2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4414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2603500</wp:posOffset>
                </wp:positionV>
                <wp:extent cx="1244600" cy="257809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736400" y="3663796"/>
                          <a:ext cx="121920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Vacuum cleaners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2603500</wp:posOffset>
                </wp:positionV>
                <wp:extent cx="1244600" cy="257809"/>
                <wp:effectExtent b="0" l="0" r="0" t="0"/>
                <wp:wrapNone/>
                <wp:docPr id="1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How possible is it that: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232400" cy="6985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727700" cy="310515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2171700</wp:posOffset>
                </wp:positionV>
                <wp:extent cx="1244600" cy="257809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736400" y="3663796"/>
                          <a:ext cx="121920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Pro rata, per capita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2171700</wp:posOffset>
                </wp:positionV>
                <wp:extent cx="1244600" cy="257809"/>
                <wp:effectExtent b="0" l="0" r="0" t="0"/>
                <wp:wrapNone/>
                <wp:docPr id="2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4241800</wp:posOffset>
                </wp:positionH>
                <wp:positionV relativeFrom="paragraph">
                  <wp:posOffset>2171700</wp:posOffset>
                </wp:positionV>
                <wp:extent cx="1244600" cy="257809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736400" y="3663796"/>
                          <a:ext cx="121920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Status quo, embargo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4241800</wp:posOffset>
                </wp:positionH>
                <wp:positionV relativeFrom="paragraph">
                  <wp:posOffset>2171700</wp:posOffset>
                </wp:positionV>
                <wp:extent cx="1244600" cy="257809"/>
                <wp:effectExtent b="0" l="0" r="0" t="0"/>
                <wp:wrapNone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2146300</wp:posOffset>
                </wp:positionV>
                <wp:extent cx="1244600" cy="257809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736400" y="3663796"/>
                          <a:ext cx="121920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Glitch, Imbroglio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2146300</wp:posOffset>
                </wp:positionV>
                <wp:extent cx="1244600" cy="257809"/>
                <wp:effectExtent b="0" l="0" r="0" t="0"/>
                <wp:wrapNone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2146300</wp:posOffset>
                </wp:positionV>
                <wp:extent cx="1410335" cy="257809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653533" y="3663796"/>
                          <a:ext cx="1384935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Tycoon, bonanza, mogul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2146300</wp:posOffset>
                </wp:positionV>
                <wp:extent cx="1410335" cy="257809"/>
                <wp:effectExtent b="0" l="0" r="0" t="0"/>
                <wp:wrapNone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0335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2438400</wp:posOffset>
                </wp:positionV>
                <wp:extent cx="1108710" cy="257809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804345" y="3663796"/>
                          <a:ext cx="1083310" cy="2324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 pundit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2438400</wp:posOffset>
                </wp:positionV>
                <wp:extent cx="1108710" cy="257809"/>
                <wp:effectExtent b="0" l="0" r="0" t="0"/>
                <wp:wrapNone/>
                <wp:docPr id="18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71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4167505" cy="88646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sectPr>
      <w:pgSz w:h="16840" w:w="1190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18.png"/><Relationship Id="rId21" Type="http://schemas.openxmlformats.org/officeDocument/2006/relationships/image" Target="media/image10.png"/><Relationship Id="rId24" Type="http://schemas.openxmlformats.org/officeDocument/2006/relationships/image" Target="media/image20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.png"/><Relationship Id="rId25" Type="http://schemas.openxmlformats.org/officeDocument/2006/relationships/image" Target="media/image15.png"/><Relationship Id="rId28" Type="http://schemas.openxmlformats.org/officeDocument/2006/relationships/image" Target="media/image1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28.png"/><Relationship Id="rId7" Type="http://schemas.openxmlformats.org/officeDocument/2006/relationships/image" Target="media/image29.png"/><Relationship Id="rId8" Type="http://schemas.openxmlformats.org/officeDocument/2006/relationships/image" Target="media/image1.png"/><Relationship Id="rId31" Type="http://schemas.openxmlformats.org/officeDocument/2006/relationships/image" Target="media/image24.png"/><Relationship Id="rId30" Type="http://schemas.openxmlformats.org/officeDocument/2006/relationships/image" Target="media/image26.png"/><Relationship Id="rId11" Type="http://schemas.openxmlformats.org/officeDocument/2006/relationships/image" Target="media/image25.png"/><Relationship Id="rId33" Type="http://schemas.openxmlformats.org/officeDocument/2006/relationships/image" Target="media/image8.png"/><Relationship Id="rId10" Type="http://schemas.openxmlformats.org/officeDocument/2006/relationships/image" Target="media/image17.png"/><Relationship Id="rId32" Type="http://schemas.openxmlformats.org/officeDocument/2006/relationships/image" Target="media/image11.png"/><Relationship Id="rId13" Type="http://schemas.openxmlformats.org/officeDocument/2006/relationships/image" Target="media/image13.png"/><Relationship Id="rId35" Type="http://schemas.openxmlformats.org/officeDocument/2006/relationships/image" Target="media/image19.png"/><Relationship Id="rId12" Type="http://schemas.openxmlformats.org/officeDocument/2006/relationships/image" Target="media/image4.png"/><Relationship Id="rId34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36" Type="http://schemas.openxmlformats.org/officeDocument/2006/relationships/image" Target="media/image31.png"/><Relationship Id="rId17" Type="http://schemas.openxmlformats.org/officeDocument/2006/relationships/image" Target="media/image22.png"/><Relationship Id="rId16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